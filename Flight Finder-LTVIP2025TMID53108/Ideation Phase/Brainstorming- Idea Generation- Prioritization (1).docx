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30B35" w14:textId="5280B31B" w:rsidR="00223A58" w:rsidRDefault="00000000">
      <w:pPr>
        <w:jc w:val="center"/>
        <w:rPr>
          <w:sz w:val="40"/>
          <w:szCs w:val="40"/>
        </w:rPr>
      </w:pPr>
      <w:r>
        <w:rPr>
          <w:sz w:val="40"/>
          <w:szCs w:val="40"/>
        </w:rPr>
        <w:t>Ideation Phase</w:t>
      </w:r>
    </w:p>
    <w:p w14:paraId="3AB1D1BC" w14:textId="77777777" w:rsidR="00223A58" w:rsidRDefault="00000000">
      <w:pPr>
        <w:jc w:val="center"/>
        <w:rPr>
          <w:sz w:val="40"/>
          <w:szCs w:val="40"/>
        </w:rPr>
      </w:pPr>
      <w:r>
        <w:rPr>
          <w:sz w:val="40"/>
          <w:szCs w:val="40"/>
        </w:rPr>
        <w:t>Brainstorm and Idea Prioritization Template</w:t>
      </w:r>
    </w:p>
    <w:tbl>
      <w:tblPr>
        <w:tblStyle w:val="a"/>
        <w:tblW w:w="11231" w:type="dxa"/>
        <w:tblInd w:w="-1241" w:type="dxa"/>
        <w:tblLayout w:type="fixed"/>
        <w:tblLook w:val="0400" w:firstRow="0" w:lastRow="0" w:firstColumn="0" w:lastColumn="0" w:noHBand="0" w:noVBand="1"/>
      </w:tblPr>
      <w:tblGrid>
        <w:gridCol w:w="5702"/>
        <w:gridCol w:w="5529"/>
      </w:tblGrid>
      <w:tr w:rsidR="00223A58" w14:paraId="63B8E2C0" w14:textId="77777777">
        <w:trPr>
          <w:trHeight w:val="717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C7FF33" w14:textId="77777777" w:rsidR="00223A58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Date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962290" w14:textId="77777777" w:rsidR="00223A58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31 January 2025</w:t>
            </w:r>
          </w:p>
        </w:tc>
      </w:tr>
      <w:tr w:rsidR="00223A58" w14:paraId="041FD459" w14:textId="77777777">
        <w:trPr>
          <w:trHeight w:val="729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DFC3EE" w14:textId="77777777" w:rsidR="00223A58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Team ID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C55AF" w14:textId="7C2797F9" w:rsidR="00223A58" w:rsidRDefault="00A62936">
            <w:pPr>
              <w:jc w:val="center"/>
              <w:rPr>
                <w:sz w:val="32"/>
                <w:szCs w:val="32"/>
              </w:rPr>
            </w:pPr>
            <w:r w:rsidRPr="00A62936">
              <w:rPr>
                <w:sz w:val="32"/>
                <w:szCs w:val="32"/>
              </w:rPr>
              <w:t>LTVIP2025TMID53108</w:t>
            </w:r>
          </w:p>
        </w:tc>
      </w:tr>
      <w:tr w:rsidR="00223A58" w14:paraId="4987BAE3" w14:textId="77777777">
        <w:trPr>
          <w:trHeight w:val="717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220F88" w14:textId="77777777" w:rsidR="00223A58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Project Name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AACE6" w14:textId="106210A0" w:rsidR="00223A58" w:rsidRDefault="00A62936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FlightFinder</w:t>
            </w:r>
          </w:p>
        </w:tc>
      </w:tr>
      <w:tr w:rsidR="00223A58" w14:paraId="35E8C4A4" w14:textId="77777777">
        <w:trPr>
          <w:trHeight w:val="577"/>
        </w:trPr>
        <w:tc>
          <w:tcPr>
            <w:tcW w:w="5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196D4E" w14:textId="77777777" w:rsidR="00223A58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Maximum Marks</w:t>
            </w:r>
          </w:p>
        </w:tc>
        <w:tc>
          <w:tcPr>
            <w:tcW w:w="55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3372F" w14:textId="77777777" w:rsidR="00223A58" w:rsidRDefault="00000000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 Marks</w:t>
            </w:r>
          </w:p>
        </w:tc>
      </w:tr>
    </w:tbl>
    <w:p w14:paraId="3DCC94C1" w14:textId="77777777" w:rsidR="00223A58" w:rsidRDefault="00223A58">
      <w:pPr>
        <w:rPr>
          <w:sz w:val="28"/>
          <w:szCs w:val="28"/>
        </w:rPr>
      </w:pPr>
    </w:p>
    <w:p w14:paraId="6C738D66" w14:textId="77777777" w:rsidR="00223A58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Brainstorm &amp; Idea Prioritization Template:</w:t>
      </w:r>
    </w:p>
    <w:p w14:paraId="2804615E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1. Smart Flight Search Engine</w:t>
      </w:r>
    </w:p>
    <w:p w14:paraId="4B18086C" w14:textId="77777777" w:rsidR="00223A58" w:rsidRDefault="00000000">
      <w:pPr>
        <w:numPr>
          <w:ilvl w:val="0"/>
          <w:numId w:val="5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>MongoDB Atlas Search with autocomplete &amp; fuzzy matching</w:t>
      </w:r>
    </w:p>
    <w:p w14:paraId="7407F6B1" w14:textId="77777777" w:rsidR="00223A58" w:rsidRDefault="00000000">
      <w:pPr>
        <w:numPr>
          <w:ilvl w:val="0"/>
          <w:numId w:val="5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Search by airport code, city, airline, price, or even vague terms like “cheap Europe flights”</w:t>
      </w:r>
    </w:p>
    <w:p w14:paraId="708FCDDF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2. Dynamic Index Management</w:t>
      </w:r>
    </w:p>
    <w:p w14:paraId="57D9E1AA" w14:textId="77777777" w:rsidR="00223A58" w:rsidRDefault="00000000">
      <w:pPr>
        <w:numPr>
          <w:ilvl w:val="0"/>
          <w:numId w:val="4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>Automatically create/destroy indexes based on query patterns</w:t>
      </w:r>
    </w:p>
    <w:p w14:paraId="5CB3281F" w14:textId="77777777" w:rsidR="00223A58" w:rsidRDefault="00000000">
      <w:pPr>
        <w:numPr>
          <w:ilvl w:val="0"/>
          <w:numId w:val="4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Prioritize compound indexes on high-traffic search combinations</w:t>
      </w:r>
    </w:p>
    <w:p w14:paraId="601726A5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3. Aggregated Deal Insights</w:t>
      </w:r>
    </w:p>
    <w:p w14:paraId="73326BAB" w14:textId="77777777" w:rsidR="00223A58" w:rsidRDefault="00000000">
      <w:pPr>
        <w:numPr>
          <w:ilvl w:val="0"/>
          <w:numId w:val="3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Use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$group</w:t>
      </w:r>
      <w:r>
        <w:rPr>
          <w:b/>
          <w:sz w:val="28"/>
          <w:szCs w:val="28"/>
        </w:rPr>
        <w:t xml:space="preserve">,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$sort</w:t>
      </w:r>
      <w:r>
        <w:rPr>
          <w:b/>
          <w:sz w:val="28"/>
          <w:szCs w:val="28"/>
        </w:rPr>
        <w:t xml:space="preserve">, and </w:t>
      </w:r>
      <w:r>
        <w:rPr>
          <w:rFonts w:ascii="Roboto Mono" w:eastAsia="Roboto Mono" w:hAnsi="Roboto Mono" w:cs="Roboto Mono"/>
          <w:b/>
          <w:color w:val="188038"/>
          <w:sz w:val="28"/>
          <w:szCs w:val="28"/>
        </w:rPr>
        <w:t>$project</w:t>
      </w:r>
      <w:r>
        <w:rPr>
          <w:b/>
          <w:sz w:val="28"/>
          <w:szCs w:val="28"/>
        </w:rPr>
        <w:t xml:space="preserve"> to find best deals by region or airline</w:t>
      </w:r>
    </w:p>
    <w:p w14:paraId="70597641" w14:textId="77777777" w:rsidR="00223A58" w:rsidRDefault="00000000">
      <w:pPr>
        <w:numPr>
          <w:ilvl w:val="0"/>
          <w:numId w:val="3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Daily/weekly “hot routes” based on price drops or user interest</w:t>
      </w:r>
    </w:p>
    <w:p w14:paraId="331A94A0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4. Real-Time Availability &amp; Pricing</w:t>
      </w:r>
    </w:p>
    <w:p w14:paraId="1DC47F17" w14:textId="77777777" w:rsidR="00223A58" w:rsidRDefault="00000000">
      <w:pPr>
        <w:numPr>
          <w:ilvl w:val="0"/>
          <w:numId w:val="1"/>
        </w:numPr>
        <w:spacing w:before="240" w:after="0"/>
        <w:rPr>
          <w:b/>
          <w:sz w:val="28"/>
          <w:szCs w:val="28"/>
        </w:rPr>
      </w:pPr>
      <w:r>
        <w:rPr>
          <w:b/>
          <w:sz w:val="28"/>
          <w:szCs w:val="28"/>
        </w:rPr>
        <w:t>Integrate external APIs and optimize update frequency using TTL indexes</w:t>
      </w:r>
    </w:p>
    <w:p w14:paraId="164C5B57" w14:textId="77777777" w:rsidR="00223A58" w:rsidRDefault="00000000">
      <w:pPr>
        <w:numPr>
          <w:ilvl w:val="0"/>
          <w:numId w:val="1"/>
        </w:numPr>
        <w:spacing w:after="240"/>
        <w:rPr>
          <w:b/>
          <w:sz w:val="28"/>
          <w:szCs w:val="28"/>
        </w:rPr>
      </w:pPr>
      <w:r>
        <w:rPr>
          <w:b/>
          <w:sz w:val="28"/>
          <w:szCs w:val="28"/>
        </w:rPr>
        <w:t>Track and cache time-sensitive data intelligently</w:t>
      </w:r>
    </w:p>
    <w:p w14:paraId="0A58E51C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5. Advanced Filters &amp; Alerts</w:t>
      </w:r>
    </w:p>
    <w:p w14:paraId="0F5A281C" w14:textId="77777777" w:rsidR="00223A58" w:rsidRDefault="00000000">
      <w:pPr>
        <w:numPr>
          <w:ilvl w:val="0"/>
          <w:numId w:val="2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Filter by layovers, travel duration, aircraft type, CO₂ emissions User alerts on price drops or changes on tracked routes</w:t>
      </w:r>
    </w:p>
    <w:p w14:paraId="10C171D9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6. Multilingual &amp; Localized Search</w:t>
      </w:r>
      <w:r>
        <w:rPr>
          <w:b/>
          <w:sz w:val="28"/>
          <w:szCs w:val="28"/>
        </w:rPr>
        <w:br/>
      </w:r>
    </w:p>
    <w:p w14:paraId="683943BB" w14:textId="77777777" w:rsidR="00223A58" w:rsidRDefault="00000000">
      <w:pPr>
        <w:numPr>
          <w:ilvl w:val="0"/>
          <w:numId w:val="6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Store localized metadata and dynamically match based on user region/preferences</w:t>
      </w:r>
    </w:p>
    <w:p w14:paraId="77E85C15" w14:textId="77777777" w:rsidR="00223A58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7. Admin Dashboard for Optimization</w:t>
      </w:r>
      <w:r>
        <w:rPr>
          <w:b/>
          <w:sz w:val="28"/>
          <w:szCs w:val="28"/>
        </w:rPr>
        <w:br/>
      </w:r>
    </w:p>
    <w:p w14:paraId="28219B33" w14:textId="77777777" w:rsidR="00223A58" w:rsidRDefault="00000000">
      <w:pPr>
        <w:numPr>
          <w:ilvl w:val="0"/>
          <w:numId w:val="7"/>
        </w:num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Visualize query patterns, slow queries, and index performance</w:t>
      </w:r>
    </w:p>
    <w:p w14:paraId="2C4BB9E3" w14:textId="77777777" w:rsidR="00223A58" w:rsidRDefault="00000000">
      <w:pPr>
        <w:spacing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Step-1: Team Gathering, Collaboration and Select the Problem Statement</w:t>
      </w:r>
    </w:p>
    <w:p w14:paraId="70270271" w14:textId="77777777" w:rsidR="00223A58" w:rsidRDefault="00000000">
      <w:pPr>
        <w:spacing w:line="259" w:lineRule="auto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0B91C04" wp14:editId="28748020">
            <wp:extent cx="5731200" cy="5727700"/>
            <wp:effectExtent l="0" t="0" r="0" b="0"/>
            <wp:docPr id="102036764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5A61C" w14:textId="77777777" w:rsidR="00223A58" w:rsidRDefault="00223A58">
      <w:pPr>
        <w:rPr>
          <w:b/>
          <w:sz w:val="28"/>
          <w:szCs w:val="28"/>
        </w:rPr>
      </w:pPr>
    </w:p>
    <w:p w14:paraId="3F1239CB" w14:textId="77777777" w:rsidR="00223A58" w:rsidRDefault="00000000">
      <w:pPr>
        <w:spacing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Step-2: Brainstorm, Idea Listing and Grouping</w:t>
      </w:r>
    </w:p>
    <w:sdt>
      <w:sdtPr>
        <w:tag w:val="goog_rdk_2"/>
        <w:id w:val="1651336639"/>
      </w:sdtPr>
      <w:sdtContent>
        <w:p w14:paraId="393FEE5F" w14:textId="77777777" w:rsidR="00223A58" w:rsidRDefault="00000000">
          <w:pPr>
            <w:spacing w:line="259" w:lineRule="auto"/>
            <w:rPr>
              <w:ins w:id="0" w:author="MOHAMMAD WAHIDDUNNISA" w:date="2025-06-26T13:35:00Z"/>
              <w:b/>
              <w:sz w:val="26"/>
              <w:szCs w:val="26"/>
            </w:rPr>
          </w:pPr>
          <w:sdt>
            <w:sdtPr>
              <w:tag w:val="goog_rdk_1"/>
              <w:id w:val="-1753653023"/>
            </w:sdtPr>
            <w:sdtContent/>
          </w:sdt>
        </w:p>
      </w:sdtContent>
    </w:sdt>
    <w:p w14:paraId="64A8933E" w14:textId="77777777" w:rsidR="00223A58" w:rsidRDefault="00000000">
      <w:pPr>
        <w:spacing w:line="259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186407B8" wp14:editId="5088EB3E">
            <wp:extent cx="5731200" cy="5727700"/>
            <wp:effectExtent l="0" t="0" r="0" b="0"/>
            <wp:docPr id="102036764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59E78" w14:textId="77777777" w:rsidR="00223A58" w:rsidRDefault="00000000">
      <w:pPr>
        <w:spacing w:line="259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Step-3: Idea Prioritization</w:t>
      </w:r>
    </w:p>
    <w:p w14:paraId="683D3F7A" w14:textId="77777777" w:rsidR="00223A58" w:rsidRDefault="00000000">
      <w:pPr>
        <w:spacing w:line="259" w:lineRule="auto"/>
        <w:rPr>
          <w:b/>
          <w:sz w:val="26"/>
          <w:szCs w:val="26"/>
        </w:rPr>
      </w:pPr>
      <w:r>
        <w:rPr>
          <w:b/>
          <w:noProof/>
          <w:sz w:val="26"/>
          <w:szCs w:val="26"/>
        </w:rPr>
        <w:lastRenderedPageBreak/>
        <w:drawing>
          <wp:inline distT="114300" distB="114300" distL="114300" distR="114300" wp14:anchorId="2FB59BB7" wp14:editId="65238E6D">
            <wp:extent cx="5731200" cy="5727700"/>
            <wp:effectExtent l="0" t="0" r="0" b="0"/>
            <wp:docPr id="10203676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23A5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5F7709-6B71-49DA-99DB-64BB1493229F}"/>
    <w:embedBold r:id="rId2" w:fontKey="{C99CC527-5976-49DE-AF0F-7D2A3DBC8846}"/>
    <w:embedItalic r:id="rId3" w:fontKey="{157F4B88-9DB6-47DF-8C7D-15CFF4479F0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0668816-F970-40BC-BD4F-DE694F0BF30D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5FB61D37-2E38-47BD-90AA-3C2FD0E8312F}"/>
    <w:embedBold r:id="rId6" w:fontKey="{F3BE7A2E-DDE3-409D-A560-22D0108FE80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A1868"/>
    <w:multiLevelType w:val="multilevel"/>
    <w:tmpl w:val="2584B7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1D066C"/>
    <w:multiLevelType w:val="multilevel"/>
    <w:tmpl w:val="17AA44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4B206C7"/>
    <w:multiLevelType w:val="multilevel"/>
    <w:tmpl w:val="72164E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A5766F"/>
    <w:multiLevelType w:val="multilevel"/>
    <w:tmpl w:val="8A323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0AD2A9D"/>
    <w:multiLevelType w:val="multilevel"/>
    <w:tmpl w:val="11FE9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27B6079"/>
    <w:multiLevelType w:val="multilevel"/>
    <w:tmpl w:val="A44A5B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8F34EDE"/>
    <w:multiLevelType w:val="multilevel"/>
    <w:tmpl w:val="D83280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60060023">
    <w:abstractNumId w:val="0"/>
  </w:num>
  <w:num w:numId="2" w16cid:durableId="977757274">
    <w:abstractNumId w:val="3"/>
  </w:num>
  <w:num w:numId="3" w16cid:durableId="982196883">
    <w:abstractNumId w:val="4"/>
  </w:num>
  <w:num w:numId="4" w16cid:durableId="1910143826">
    <w:abstractNumId w:val="6"/>
  </w:num>
  <w:num w:numId="5" w16cid:durableId="19598200">
    <w:abstractNumId w:val="2"/>
  </w:num>
  <w:num w:numId="6" w16cid:durableId="2094352818">
    <w:abstractNumId w:val="1"/>
  </w:num>
  <w:num w:numId="7" w16cid:durableId="3213484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A58"/>
    <w:rsid w:val="00223A58"/>
    <w:rsid w:val="002D40EC"/>
    <w:rsid w:val="00A62936"/>
    <w:rsid w:val="00AB68A1"/>
    <w:rsid w:val="00C04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7CEB3"/>
  <w15:docId w15:val="{95A1D430-C068-46CD-ADFA-9CEFEBDDEC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I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B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B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B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23B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B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B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B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B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B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B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B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BB2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023B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023B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3B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3B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3B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3B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3B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3B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3BB2"/>
    <w:rPr>
      <w:b/>
      <w:bCs/>
      <w:smallCaps/>
      <w:color w:val="2F5496" w:themeColor="accent1" w:themeShade="BF"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B9Sp2MEUdsTmzsaqW0lqMB7h9A==">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206</Words>
  <Characters>1175</Characters>
  <Application>Microsoft Office Word</Application>
  <DocSecurity>0</DocSecurity>
  <Lines>9</Lines>
  <Paragraphs>2</Paragraphs>
  <ScaleCrop>false</ScaleCrop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mdwahida331@outlook.com</dc:creator>
  <cp:lastModifiedBy>mdwahida331@outlook.com</cp:lastModifiedBy>
  <cp:revision>2</cp:revision>
  <dcterms:created xsi:type="dcterms:W3CDTF">2025-06-27T05:50:00Z</dcterms:created>
  <dcterms:modified xsi:type="dcterms:W3CDTF">2025-06-27T05:50:00Z</dcterms:modified>
</cp:coreProperties>
</file>